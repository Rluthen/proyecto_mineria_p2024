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lineRule="auto"/>
        <w:ind w:left="2070" w:right="-13760" w:firstLine="0"/>
        <w:jc w:val="left"/>
        <w:rPr/>
      </w:pPr>
      <w:bookmarkStart w:colFirst="0" w:colLast="0" w:name="_wpsb36wxujci" w:id="0"/>
      <w:bookmarkEnd w:id="0"/>
      <w:r w:rsidDel="00000000" w:rsidR="00000000" w:rsidRPr="00000000">
        <w:rPr>
          <w:rtl w:val="0"/>
        </w:rPr>
        <w:t xml:space="preserve">Análisis de preguntas del INE</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800100</wp:posOffset>
            </wp:positionV>
            <wp:extent cx="3034830" cy="5272088"/>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034830" cy="5272088"/>
                    </a:xfrm>
                    <a:prstGeom prst="rect"/>
                    <a:ln/>
                  </pic:spPr>
                </pic:pic>
              </a:graphicData>
            </a:graphic>
          </wp:anchor>
        </w:drawing>
      </w:r>
    </w:p>
    <w:p w:rsidR="00000000" w:rsidDel="00000000" w:rsidP="00000000" w:rsidRDefault="00000000" w:rsidRPr="00000000" w14:paraId="00000002">
      <w:pPr>
        <w:pStyle w:val="Heading2"/>
        <w:spacing w:after="0" w:lineRule="auto"/>
        <w:ind w:right="-13760"/>
        <w:rPr/>
      </w:pPr>
      <w:bookmarkStart w:colFirst="0" w:colLast="0" w:name="_lcwdznq4szlm" w:id="1"/>
      <w:bookmarkEnd w:id="1"/>
      <w:r w:rsidDel="00000000" w:rsidR="00000000" w:rsidRPr="00000000">
        <w:rPr>
          <w:rtl w:val="0"/>
        </w:rPr>
      </w:r>
    </w:p>
    <w:p w:rsidR="00000000" w:rsidDel="00000000" w:rsidP="00000000" w:rsidRDefault="00000000" w:rsidRPr="00000000" w14:paraId="00000003">
      <w:pPr>
        <w:pStyle w:val="Heading2"/>
        <w:spacing w:after="0" w:lineRule="auto"/>
        <w:ind w:right="-13760"/>
        <w:rPr/>
      </w:pPr>
      <w:bookmarkStart w:colFirst="0" w:colLast="0" w:name="_8l6w9av0fx6" w:id="2"/>
      <w:bookmarkEnd w:id="2"/>
      <w:r w:rsidDel="00000000" w:rsidR="00000000" w:rsidRPr="00000000">
        <w:rPr>
          <w:rtl w:val="0"/>
        </w:rPr>
        <w:t xml:space="preserve">Programación para el análisis de datos</w:t>
      </w:r>
    </w:p>
    <w:p w:rsidR="00000000" w:rsidDel="00000000" w:rsidP="00000000" w:rsidRDefault="00000000" w:rsidRPr="00000000" w14:paraId="00000004">
      <w:pPr>
        <w:rPr/>
      </w:pPr>
      <w:r w:rsidDel="00000000" w:rsidR="00000000" w:rsidRPr="00000000">
        <w:rPr>
          <w:rtl w:val="0"/>
        </w:rPr>
        <w:t xml:space="preserve">Rodolfo Luthe Narváez</w:t>
      </w:r>
    </w:p>
    <w:p w:rsidR="00000000" w:rsidDel="00000000" w:rsidP="00000000" w:rsidRDefault="00000000" w:rsidRPr="00000000" w14:paraId="00000005">
      <w:pPr>
        <w:rPr/>
      </w:pPr>
      <w:r w:rsidDel="00000000" w:rsidR="00000000" w:rsidRPr="00000000">
        <w:rPr>
          <w:rtl w:val="0"/>
        </w:rPr>
        <w:t xml:space="preserve">Iñaki Sebastián Orozco García</w:t>
      </w:r>
    </w:p>
    <w:p w:rsidR="00000000" w:rsidDel="00000000" w:rsidP="00000000" w:rsidRDefault="00000000" w:rsidRPr="00000000" w14:paraId="00000006">
      <w:pPr>
        <w:rPr/>
      </w:pPr>
      <w:r w:rsidDel="00000000" w:rsidR="00000000" w:rsidRPr="00000000">
        <w:rPr>
          <w:rtl w:val="0"/>
        </w:rPr>
        <w:t xml:space="preserve">Con la ayuda de Juan Jorge Mendoza García</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spacing w:after="0" w:lineRule="auto"/>
        <w:ind w:right="-13760"/>
        <w:rPr/>
      </w:pPr>
      <w:bookmarkStart w:colFirst="0" w:colLast="0" w:name="_omg6fadheprt" w:id="3"/>
      <w:bookmarkEnd w:id="3"/>
      <w:r w:rsidDel="00000000" w:rsidR="00000000" w:rsidRPr="00000000">
        <w:rPr>
          <w:rtl w:val="0"/>
        </w:rPr>
        <w:t xml:space="preserve">Introducción</w:t>
      </w:r>
    </w:p>
    <w:p w:rsidR="00000000" w:rsidDel="00000000" w:rsidP="00000000" w:rsidRDefault="00000000" w:rsidRPr="00000000" w14:paraId="0000000F">
      <w:pPr>
        <w:jc w:val="both"/>
        <w:rPr/>
      </w:pPr>
      <w:r w:rsidDel="00000000" w:rsidR="00000000" w:rsidRPr="00000000">
        <w:rPr>
          <w:rtl w:val="0"/>
        </w:rPr>
        <w:t xml:space="preserve">Este proyecto busca procesar preguntas hechas a través de un formulario en línea al INE para ser preguntadas en debates presidenciales a los candidatos. El proyecto debe de implementar técnicas de procesamiento de texto para cerciorarse que las preguntas recopiladas sean apropiadas para presentarse en los debates, no pueden estar sesgadas o contener lenguaje impropio de ninguna índole.</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Como resultado de este proyecto se deben entregar preguntas depuradas que no se repitan y cumplan con los criterios establecidos por el INE.</w:t>
      </w:r>
      <w:r w:rsidDel="00000000" w:rsidR="00000000" w:rsidRPr="00000000">
        <w:rPr>
          <w:rtl w:val="0"/>
        </w:rPr>
      </w:r>
    </w:p>
    <w:p w:rsidR="00000000" w:rsidDel="00000000" w:rsidP="00000000" w:rsidRDefault="00000000" w:rsidRPr="00000000" w14:paraId="00000012">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13">
      <w:pPr>
        <w:pStyle w:val="Heading2"/>
        <w:spacing w:after="0" w:lineRule="auto"/>
        <w:ind w:right="-13760"/>
        <w:rPr/>
      </w:pPr>
      <w:bookmarkStart w:colFirst="0" w:colLast="0" w:name="_rg2n1luhr8b3" w:id="4"/>
      <w:bookmarkEnd w:id="4"/>
      <w:r w:rsidDel="00000000" w:rsidR="00000000" w:rsidRPr="00000000">
        <w:rPr>
          <w:rtl w:val="0"/>
        </w:rPr>
        <w:t xml:space="preserve">Hallazgos</w:t>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Al iniciar con la limpieza se vió que los encabezados de columnas tenían carácteres especiales que complicaban el uso de la base de datos con python. Estos se reemplazaron con encabezados más amigables. También se convirtió la fecha de texto a tipo de dato de fecha. También era el caso que cada línea podía contener hasta 6 preguntas, entonces el equipo las pasó a una sola línea por cada pregunta.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En la segunda libreta nos dimos cuenta de qué había muchas preguntas qué contenían palabras prohibidas, casi 1000 preguntas fueron eliminadas. Y las palabras qué tenían lenguaje de odio también tuvieron 336 preguntas eliminadas. Donde se eliminaron más preguntas fue en la detección si la pregunta iba acorde al tema o no, debido a que el algoritmo empleado demostró resultados relativamente aceptables. Sin embargo se pudo haber mejorado con una dataset más robusto y enfocado al estado actual del país. Con este método se logró eliminar más de 6 mil preguntas teniendo como resultado una base de datos de más de 16 mil preguntas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En la tercera libreta vino lo complejo, se eliminaron preguntas repetidas utilizando spacy, scikit-learn y el modelo de es_core_news_md, normalizamos las preguntas con el corpus de stop words de nltk para posteriormente calcular la similaridad del coseno de cada pregunta y comparar cada pregunta contra todas las demás, si tenía una similitud mayor al .9 entonces se eliminaba la pregunta con menos antiguedad y además se guardaba en un archivo llamado 3_preguntas_repetidas.csv y las preguntas sin repetidas en 3-1_base_limpia.csv.</w:t>
      </w:r>
    </w:p>
    <w:p w:rsidR="00000000" w:rsidDel="00000000" w:rsidP="00000000" w:rsidRDefault="00000000" w:rsidRPr="00000000" w14:paraId="00000019">
      <w:pPr>
        <w:pStyle w:val="Heading2"/>
        <w:spacing w:after="0" w:lineRule="auto"/>
        <w:ind w:right="-13760"/>
        <w:rPr/>
      </w:pPr>
      <w:bookmarkStart w:colFirst="0" w:colLast="0" w:name="_8hlez9nqtgvh" w:id="5"/>
      <w:bookmarkEnd w:id="5"/>
      <w:r w:rsidDel="00000000" w:rsidR="00000000" w:rsidRPr="00000000">
        <w:rPr>
          <w:rtl w:val="0"/>
        </w:rPr>
        <w:t xml:space="preserve">Gráficas y explicación:</w:t>
      </w:r>
    </w:p>
    <w:p w:rsidR="00000000" w:rsidDel="00000000" w:rsidP="00000000" w:rsidRDefault="00000000" w:rsidRPr="00000000" w14:paraId="0000001A">
      <w:pPr>
        <w:rPr/>
      </w:pPr>
      <w:r w:rsidDel="00000000" w:rsidR="00000000" w:rsidRPr="00000000">
        <w:rPr>
          <w:rtl w:val="0"/>
        </w:rPr>
        <w:t xml:space="preserve">Los temas más preguntados ya después de la eliminación de preguntas qué no correspondían usando wikipedia.</w:t>
      </w:r>
    </w:p>
    <w:p w:rsidR="00000000" w:rsidDel="00000000" w:rsidP="00000000" w:rsidRDefault="00000000" w:rsidRPr="00000000" w14:paraId="0000001B">
      <w:pPr>
        <w:rPr/>
      </w:pPr>
      <w:r w:rsidDel="00000000" w:rsidR="00000000" w:rsidRPr="00000000">
        <w:rPr/>
        <w:drawing>
          <wp:inline distB="114300" distT="114300" distL="114300" distR="114300">
            <wp:extent cx="5731200" cy="5334000"/>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Las preguntas más repetidas por entidad.</w:t>
      </w:r>
    </w:p>
    <w:p w:rsidR="00000000" w:rsidDel="00000000" w:rsidP="00000000" w:rsidRDefault="00000000" w:rsidRPr="00000000" w14:paraId="0000001D">
      <w:pPr>
        <w:rPr/>
      </w:pPr>
      <w:r w:rsidDel="00000000" w:rsidR="00000000" w:rsidRPr="00000000">
        <w:rPr/>
        <w:drawing>
          <wp:inline distB="114300" distT="114300" distL="114300" distR="114300">
            <wp:extent cx="5731200" cy="4406900"/>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Distribución de preguntas por género:</w:t>
      </w:r>
    </w:p>
    <w:p w:rsidR="00000000" w:rsidDel="00000000" w:rsidP="00000000" w:rsidRDefault="00000000" w:rsidRPr="00000000" w14:paraId="0000001F">
      <w:pPr>
        <w:rPr/>
      </w:pPr>
      <w:r w:rsidDel="00000000" w:rsidR="00000000" w:rsidRPr="00000000">
        <w:rPr/>
        <w:drawing>
          <wp:inline distB="114300" distT="114300" distL="114300" distR="114300">
            <wp:extent cx="3848100" cy="3314700"/>
            <wp:effectExtent b="0" l="0" r="0" t="0"/>
            <wp:docPr id="16"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8481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Los grupos vulnerables y cuántas personas hicieron:</w:t>
      </w:r>
    </w:p>
    <w:p w:rsidR="00000000" w:rsidDel="00000000" w:rsidP="00000000" w:rsidRDefault="00000000" w:rsidRPr="00000000" w14:paraId="00000021">
      <w:pPr>
        <w:rPr/>
      </w:pPr>
      <w:r w:rsidDel="00000000" w:rsidR="00000000" w:rsidRPr="00000000">
        <w:rPr/>
        <w:drawing>
          <wp:inline distB="114300" distT="114300" distL="114300" distR="114300">
            <wp:extent cx="5731200" cy="5727700"/>
            <wp:effectExtent b="0" l="0" r="0" t="0"/>
            <wp:docPr id="1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Preguntas por grupos de edad:</w:t>
      </w:r>
    </w:p>
    <w:p w:rsidR="00000000" w:rsidDel="00000000" w:rsidP="00000000" w:rsidRDefault="00000000" w:rsidRPr="00000000" w14:paraId="00000023">
      <w:pPr>
        <w:rPr/>
      </w:pPr>
      <w:r w:rsidDel="00000000" w:rsidR="00000000" w:rsidRPr="00000000">
        <w:rPr/>
        <w:drawing>
          <wp:inline distB="114300" distT="114300" distL="114300" distR="114300">
            <wp:extent cx="5731200" cy="3708400"/>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Nubes de palabras con palabras relacionadas a los temas más importantes: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0" w:lineRule="auto"/>
        <w:ind w:right="-13760"/>
        <w:rPr/>
      </w:pPr>
      <w:r w:rsidDel="00000000" w:rsidR="00000000" w:rsidRPr="00000000">
        <w:rPr>
          <w:sz w:val="25"/>
          <w:szCs w:val="25"/>
          <w:shd w:fill="f2f2f2" w:val="clear"/>
          <w:rtl w:val="0"/>
        </w:rPr>
        <w:t xml:space="preserve">Nubes de palabras sin normalizar </w:t>
      </w:r>
      <w:r w:rsidDel="00000000" w:rsidR="00000000" w:rsidRPr="00000000">
        <w:rPr>
          <w:rtl w:val="0"/>
        </w:rPr>
      </w:r>
    </w:p>
    <w:p w:rsidR="00000000" w:rsidDel="00000000" w:rsidP="00000000" w:rsidRDefault="00000000" w:rsidRPr="00000000" w14:paraId="0000002D">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24638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2F">
      <w:pPr>
        <w:spacing w:after="0" w:lineRule="auto"/>
        <w:ind w:right="-13760"/>
        <w:rPr>
          <w:sz w:val="25"/>
          <w:szCs w:val="25"/>
          <w:shd w:fill="f2f2f2" w:val="clear"/>
        </w:rPr>
      </w:pPr>
      <w:r w:rsidDel="00000000" w:rsidR="00000000" w:rsidRPr="00000000">
        <w:rPr>
          <w:sz w:val="25"/>
          <w:szCs w:val="25"/>
          <w:shd w:fill="f2f2f2" w:val="clear"/>
          <w:rtl w:val="0"/>
        </w:rPr>
        <w:t xml:space="preserve">Nubes de palabras normalizadas </w:t>
      </w:r>
    </w:p>
    <w:p w:rsidR="00000000" w:rsidDel="00000000" w:rsidP="00000000" w:rsidRDefault="00000000" w:rsidRPr="00000000" w14:paraId="00000030">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2463800"/>
            <wp:effectExtent b="0" l="0" r="0" t="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2">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3">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4">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5">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6">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7">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8">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9">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A">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B">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C">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D">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3F">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0">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1">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2">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3">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4">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5">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6">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7">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8">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9">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A">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B">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C">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D">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4F">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50">
      <w:pPr>
        <w:spacing w:after="0" w:lineRule="auto"/>
        <w:ind w:right="-13760"/>
        <w:rPr>
          <w:sz w:val="25"/>
          <w:szCs w:val="25"/>
          <w:shd w:fill="f2f2f2" w:val="clear"/>
        </w:rPr>
      </w:pPr>
      <w:r w:rsidDel="00000000" w:rsidR="00000000" w:rsidRPr="00000000">
        <w:rPr>
          <w:sz w:val="25"/>
          <w:szCs w:val="25"/>
          <w:shd w:fill="f2f2f2" w:val="clear"/>
          <w:rtl w:val="0"/>
        </w:rPr>
        <w:t xml:space="preserve">N-grama de palabras más repetidas en las preguntas de salud</w:t>
      </w:r>
    </w:p>
    <w:p w:rsidR="00000000" w:rsidDel="00000000" w:rsidP="00000000" w:rsidRDefault="00000000" w:rsidRPr="00000000" w14:paraId="00000051">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7846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Rule="auto"/>
        <w:ind w:right="-13760"/>
        <w:rPr>
          <w:sz w:val="25"/>
          <w:szCs w:val="25"/>
          <w:shd w:fill="f2f2f2" w:val="clear"/>
        </w:rPr>
      </w:pPr>
      <w:r w:rsidDel="00000000" w:rsidR="00000000" w:rsidRPr="00000000">
        <w:rPr>
          <w:sz w:val="25"/>
          <w:szCs w:val="25"/>
          <w:shd w:fill="f2f2f2" w:val="clear"/>
          <w:rtl w:val="0"/>
        </w:rPr>
        <w:t xml:space="preserve">Corrupción, educación, discriminación y grupos vulnerables, salúd, transparencia, </w:t>
      </w:r>
    </w:p>
    <w:p w:rsidR="00000000" w:rsidDel="00000000" w:rsidP="00000000" w:rsidRDefault="00000000" w:rsidRPr="00000000" w14:paraId="00000053">
      <w:pPr>
        <w:spacing w:after="0" w:lineRule="auto"/>
        <w:ind w:right="-13760"/>
        <w:rPr>
          <w:sz w:val="25"/>
          <w:szCs w:val="25"/>
          <w:shd w:fill="f2f2f2" w:val="clear"/>
        </w:rPr>
      </w:pPr>
      <w:r w:rsidDel="00000000" w:rsidR="00000000" w:rsidRPr="00000000">
        <w:rPr>
          <w:sz w:val="25"/>
          <w:szCs w:val="25"/>
          <w:shd w:fill="f2f2f2" w:val="clear"/>
          <w:rtl w:val="0"/>
        </w:rPr>
        <w:t xml:space="preserve">violencia contra las mujeres</w:t>
      </w:r>
    </w:p>
    <w:p w:rsidR="00000000" w:rsidDel="00000000" w:rsidP="00000000" w:rsidRDefault="00000000" w:rsidRPr="00000000" w14:paraId="00000054">
      <w:pPr>
        <w:spacing w:after="0" w:lineRule="auto"/>
        <w:ind w:right="-13760"/>
        <w:rPr>
          <w:del w:author="Iñaki Orozco" w:id="0" w:date="2024-05-09T01:55:59Z"/>
          <w:sz w:val="25"/>
          <w:szCs w:val="25"/>
          <w:shd w:fill="f2f2f2" w:val="clear"/>
        </w:rPr>
      </w:pPr>
      <w:r w:rsidDel="00000000" w:rsidR="00000000" w:rsidRPr="00000000">
        <w:rPr>
          <w:sz w:val="25"/>
          <w:szCs w:val="25"/>
          <w:shd w:fill="f2f2f2" w:val="clear"/>
        </w:rPr>
        <w:drawing>
          <wp:inline distB="114300" distT="114300" distL="114300" distR="114300">
            <wp:extent cx="5731200" cy="3009900"/>
            <wp:effectExtent b="0" l="0" r="0" t="0"/>
            <wp:docPr id="1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009900"/>
                    </a:xfrm>
                    <a:prstGeom prst="rect"/>
                    <a:ln/>
                  </pic:spPr>
                </pic:pic>
              </a:graphicData>
            </a:graphic>
          </wp:inline>
        </w:drawing>
      </w:r>
      <w:del w:author="Iñaki Orozco" w:id="0" w:date="2024-05-09T01:55:59Z">
        <w:r w:rsidDel="00000000" w:rsidR="00000000" w:rsidRPr="00000000">
          <w:rPr>
            <w:rtl w:val="0"/>
          </w:rPr>
        </w:r>
      </w:del>
    </w:p>
    <w:p w:rsidR="00000000" w:rsidDel="00000000" w:rsidP="00000000" w:rsidRDefault="00000000" w:rsidRPr="00000000" w14:paraId="00000055">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203700"/>
            <wp:effectExtent b="0" l="0" r="0" t="0"/>
            <wp:docPr id="1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Rule="auto"/>
        <w:ind w:right="-13760"/>
        <w:rPr>
          <w:sz w:val="25"/>
          <w:szCs w:val="25"/>
          <w:shd w:fill="f2f2f2" w:val="clear"/>
        </w:rPr>
      </w:pPr>
      <w:r w:rsidDel="00000000" w:rsidR="00000000" w:rsidRPr="00000000">
        <w:rPr>
          <w:sz w:val="25"/>
          <w:szCs w:val="25"/>
          <w:shd w:fill="f2f2f2" w:val="clear"/>
          <w:rtl w:val="0"/>
        </w:rPr>
        <w:t xml:space="preserve">Gráficas de bigramas sobre los temas de las preguntas</w:t>
      </w:r>
    </w:p>
    <w:p w:rsidR="00000000" w:rsidDel="00000000" w:rsidP="00000000" w:rsidRDefault="00000000" w:rsidRPr="00000000" w14:paraId="00000057">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0513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59">
      <w:pPr>
        <w:spacing w:after="0" w:lineRule="auto"/>
        <w:ind w:right="-13760"/>
        <w:rPr>
          <w:sz w:val="25"/>
          <w:szCs w:val="25"/>
          <w:shd w:fill="f2f2f2" w:val="clear"/>
        </w:rPr>
      </w:pPr>
      <w:r w:rsidDel="00000000" w:rsidR="00000000" w:rsidRPr="00000000">
        <w:rPr>
          <w:sz w:val="25"/>
          <w:szCs w:val="25"/>
          <w:shd w:fill="f2f2f2" w:val="clear"/>
          <w:rtl w:val="0"/>
        </w:rPr>
        <w:t xml:space="preserve">Gráfica con trigramas</w:t>
      </w:r>
    </w:p>
    <w:p w:rsidR="00000000" w:rsidDel="00000000" w:rsidP="00000000" w:rsidRDefault="00000000" w:rsidRPr="00000000" w14:paraId="0000005A">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898900"/>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5C">
      <w:pPr>
        <w:spacing w:after="0" w:lineRule="auto"/>
        <w:ind w:right="-13760"/>
        <w:rPr>
          <w:sz w:val="25"/>
          <w:szCs w:val="25"/>
          <w:shd w:fill="f2f2f2" w:val="clear"/>
        </w:rPr>
      </w:pPr>
      <w:r w:rsidDel="00000000" w:rsidR="00000000" w:rsidRPr="00000000">
        <w:rPr>
          <w:sz w:val="25"/>
          <w:szCs w:val="25"/>
          <w:shd w:fill="f2f2f2" w:val="clear"/>
          <w:rtl w:val="0"/>
        </w:rPr>
        <w:t xml:space="preserve">Nube de palabras por estado con las palabras más repetidas en las preguntas</w:t>
      </w:r>
    </w:p>
    <w:p w:rsidR="00000000" w:rsidDel="00000000" w:rsidP="00000000" w:rsidRDefault="00000000" w:rsidRPr="00000000" w14:paraId="0000005D">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810000"/>
            <wp:effectExtent b="0" l="0" r="0" t="0"/>
            <wp:docPr id="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5F">
      <w:pPr>
        <w:spacing w:after="0" w:lineRule="auto"/>
        <w:ind w:right="-13760"/>
        <w:rPr>
          <w:sz w:val="25"/>
          <w:szCs w:val="25"/>
          <w:shd w:fill="f2f2f2" w:val="clear"/>
        </w:rPr>
      </w:pPr>
      <w:r w:rsidDel="00000000" w:rsidR="00000000" w:rsidRPr="00000000">
        <w:rPr>
          <w:sz w:val="25"/>
          <w:szCs w:val="25"/>
          <w:shd w:fill="f2f2f2" w:val="clear"/>
          <w:rtl w:val="0"/>
        </w:rPr>
        <w:t xml:space="preserve">Bi-gramas por entidad </w:t>
      </w:r>
    </w:p>
    <w:p w:rsidR="00000000" w:rsidDel="00000000" w:rsidP="00000000" w:rsidRDefault="00000000" w:rsidRPr="00000000" w14:paraId="00000060">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051300"/>
            <wp:effectExtent b="0" l="0" r="0" t="0"/>
            <wp:docPr id="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Rule="auto"/>
        <w:ind w:right="-13760"/>
        <w:rPr>
          <w:sz w:val="25"/>
          <w:szCs w:val="25"/>
          <w:shd w:fill="f2f2f2" w:val="clear"/>
        </w:rPr>
      </w:pPr>
      <w:r w:rsidDel="00000000" w:rsidR="00000000" w:rsidRPr="00000000">
        <w:rPr>
          <w:sz w:val="25"/>
          <w:szCs w:val="25"/>
          <w:shd w:fill="f2f2f2" w:val="clear"/>
          <w:rtl w:val="0"/>
        </w:rPr>
        <w:t xml:space="preserve">Tri-gramas por entidad</w:t>
      </w:r>
    </w:p>
    <w:p w:rsidR="00000000" w:rsidDel="00000000" w:rsidP="00000000" w:rsidRDefault="00000000" w:rsidRPr="00000000" w14:paraId="00000062">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759200"/>
            <wp:effectExtent b="0" l="0" r="0" t="0"/>
            <wp:docPr id="2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4">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5">
      <w:pPr>
        <w:spacing w:after="0" w:lineRule="auto"/>
        <w:ind w:right="-13760"/>
        <w:rPr>
          <w:sz w:val="25"/>
          <w:szCs w:val="25"/>
          <w:shd w:fill="f2f2f2" w:val="clear"/>
        </w:rPr>
      </w:pPr>
      <w:r w:rsidDel="00000000" w:rsidR="00000000" w:rsidRPr="00000000">
        <w:rPr>
          <w:sz w:val="25"/>
          <w:szCs w:val="25"/>
          <w:shd w:fill="f2f2f2" w:val="clear"/>
          <w:rtl w:val="0"/>
        </w:rPr>
        <w:t xml:space="preserve">Por género</w:t>
      </w:r>
    </w:p>
    <w:p w:rsidR="00000000" w:rsidDel="00000000" w:rsidP="00000000" w:rsidRDefault="00000000" w:rsidRPr="00000000" w14:paraId="00000066">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7">
      <w:pPr>
        <w:spacing w:after="0" w:lineRule="auto"/>
        <w:ind w:right="-13760"/>
        <w:rPr>
          <w:sz w:val="25"/>
          <w:szCs w:val="25"/>
          <w:shd w:fill="f2f2f2" w:val="clear"/>
        </w:rPr>
      </w:pPr>
      <w:r w:rsidDel="00000000" w:rsidR="00000000" w:rsidRPr="00000000">
        <w:rPr>
          <w:sz w:val="25"/>
          <w:szCs w:val="25"/>
          <w:shd w:fill="f2f2f2" w:val="clear"/>
          <w:rtl w:val="0"/>
        </w:rPr>
        <w:t xml:space="preserve">Nube de palabras</w:t>
      </w:r>
    </w:p>
    <w:p w:rsidR="00000000" w:rsidDel="00000000" w:rsidP="00000000" w:rsidRDefault="00000000" w:rsidRPr="00000000" w14:paraId="00000068">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97790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ind w:right="-13760"/>
        <w:rPr>
          <w:sz w:val="25"/>
          <w:szCs w:val="25"/>
          <w:shd w:fill="f2f2f2" w:val="clear"/>
        </w:rPr>
      </w:pPr>
      <w:r w:rsidDel="00000000" w:rsidR="00000000" w:rsidRPr="00000000">
        <w:rPr>
          <w:sz w:val="25"/>
          <w:szCs w:val="25"/>
          <w:shd w:fill="f2f2f2" w:val="clear"/>
          <w:rtl w:val="0"/>
        </w:rPr>
        <w:t xml:space="preserve">Bi-gramas</w:t>
      </w:r>
    </w:p>
    <w:p w:rsidR="00000000" w:rsidDel="00000000" w:rsidP="00000000" w:rsidRDefault="00000000" w:rsidRPr="00000000" w14:paraId="0000006A">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064000"/>
            <wp:effectExtent b="0" l="0" r="0" t="0"/>
            <wp:docPr id="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C">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D">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6F">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0">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1">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2">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3">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4">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5">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6">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7">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8">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9">
      <w:pPr>
        <w:spacing w:after="0" w:lineRule="auto"/>
        <w:ind w:right="-13760"/>
        <w:rPr>
          <w:sz w:val="25"/>
          <w:szCs w:val="25"/>
          <w:shd w:fill="f2f2f2" w:val="clear"/>
        </w:rPr>
      </w:pPr>
      <w:r w:rsidDel="00000000" w:rsidR="00000000" w:rsidRPr="00000000">
        <w:rPr>
          <w:sz w:val="25"/>
          <w:szCs w:val="25"/>
          <w:shd w:fill="f2f2f2" w:val="clear"/>
          <w:rtl w:val="0"/>
        </w:rPr>
        <w:t xml:space="preserve">Tri-gramas</w:t>
      </w:r>
    </w:p>
    <w:p w:rsidR="00000000" w:rsidDel="00000000" w:rsidP="00000000" w:rsidRDefault="00000000" w:rsidRPr="00000000" w14:paraId="0000007A">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91160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ind w:right="-13760"/>
        <w:rPr>
          <w:sz w:val="25"/>
          <w:szCs w:val="25"/>
          <w:shd w:fill="f2f2f2" w:val="clear"/>
        </w:rPr>
      </w:pPr>
      <w:r w:rsidDel="00000000" w:rsidR="00000000" w:rsidRPr="00000000">
        <w:rPr>
          <w:sz w:val="25"/>
          <w:szCs w:val="25"/>
          <w:shd w:fill="f2f2f2" w:val="clear"/>
          <w:rtl w:val="0"/>
        </w:rPr>
        <w:t xml:space="preserve">Análisis de sentimiento por temas</w:t>
      </w:r>
    </w:p>
    <w:p w:rsidR="00000000" w:rsidDel="00000000" w:rsidP="00000000" w:rsidRDefault="00000000" w:rsidRPr="00000000" w14:paraId="0000007C">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1529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ind w:right="-13760"/>
        <w:rPr>
          <w:sz w:val="25"/>
          <w:szCs w:val="25"/>
          <w:shd w:fill="f2f2f2" w:val="clear"/>
        </w:rPr>
      </w:pPr>
      <w:r w:rsidDel="00000000" w:rsidR="00000000" w:rsidRPr="00000000">
        <w:rPr>
          <w:sz w:val="25"/>
          <w:szCs w:val="25"/>
          <w:shd w:fill="f2f2f2" w:val="clear"/>
          <w:rtl w:val="0"/>
        </w:rPr>
        <w:t xml:space="preserve">Análisis de emociones por temas</w:t>
      </w:r>
    </w:p>
    <w:p w:rsidR="00000000" w:rsidDel="00000000" w:rsidP="00000000" w:rsidRDefault="00000000" w:rsidRPr="00000000" w14:paraId="0000007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F">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987800"/>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spacing w:after="0" w:lineRule="auto"/>
        <w:ind w:right="-13760"/>
        <w:rPr/>
      </w:pPr>
      <w:bookmarkStart w:colFirst="0" w:colLast="0" w:name="_2vy65dgxih0a" w:id="6"/>
      <w:bookmarkEnd w:id="6"/>
      <w:r w:rsidDel="00000000" w:rsidR="00000000" w:rsidRPr="00000000">
        <w:rPr>
          <w:rtl w:val="0"/>
        </w:rPr>
        <w:t xml:space="preserve">Piezas de código que se usaron para generar esos resultados</w:t>
      </w:r>
    </w:p>
    <w:p w:rsidR="00000000" w:rsidDel="00000000" w:rsidP="00000000" w:rsidRDefault="00000000" w:rsidRPr="00000000" w14:paraId="00000081">
      <w:pPr>
        <w:rPr/>
      </w:pPr>
      <w:r w:rsidDel="00000000" w:rsidR="00000000" w:rsidRPr="00000000">
        <w:rPr>
          <w:rtl w:val="0"/>
        </w:rPr>
        <w:t xml:space="preserve">Se usaron 4 notebooks donde se seccionó el trabajo hecho para analizar estas preguntas, en el primer notebook se utilizaron estas librerías:</w:t>
      </w:r>
    </w:p>
    <w:p w:rsidR="00000000" w:rsidDel="00000000" w:rsidP="00000000" w:rsidRDefault="00000000" w:rsidRPr="00000000" w14:paraId="00000082">
      <w:pPr>
        <w:numPr>
          <w:ilvl w:val="0"/>
          <w:numId w:val="4"/>
        </w:numPr>
        <w:ind w:left="720" w:hanging="360"/>
      </w:pPr>
      <w:r w:rsidDel="00000000" w:rsidR="00000000" w:rsidRPr="00000000">
        <w:rPr>
          <w:color w:val="212121"/>
          <w:sz w:val="20"/>
          <w:szCs w:val="20"/>
          <w:rtl w:val="0"/>
        </w:rPr>
        <w:t xml:space="preserve">pandas (importado como pd)</w:t>
      </w:r>
      <w:r w:rsidDel="00000000" w:rsidR="00000000" w:rsidRPr="00000000">
        <w:rPr>
          <w:rtl w:val="0"/>
        </w:rPr>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utils</w:t>
      </w:r>
    </w:p>
    <w:p w:rsidR="00000000" w:rsidDel="00000000" w:rsidP="00000000" w:rsidRDefault="00000000" w:rsidRPr="00000000" w14:paraId="00000084">
      <w:pPr>
        <w:numPr>
          <w:ilvl w:val="0"/>
          <w:numId w:val="4"/>
        </w:numPr>
        <w:ind w:left="720" w:hanging="360"/>
        <w:rPr>
          <w:u w:val="none"/>
        </w:rPr>
      </w:pPr>
      <w:r w:rsidDel="00000000" w:rsidR="00000000" w:rsidRPr="00000000">
        <w:rPr>
          <w:rtl w:val="0"/>
        </w:rPr>
        <w:t xml:space="preserve">re</w:t>
      </w:r>
    </w:p>
    <w:p w:rsidR="00000000" w:rsidDel="00000000" w:rsidP="00000000" w:rsidRDefault="00000000" w:rsidRPr="00000000" w14:paraId="00000085">
      <w:pPr>
        <w:ind w:left="0" w:firstLine="0"/>
        <w:rPr/>
      </w:pPr>
      <w:r w:rsidDel="00000000" w:rsidR="00000000" w:rsidRPr="00000000">
        <w:rPr>
          <w:rtl w:val="0"/>
        </w:rPr>
        <w:t xml:space="preserve">En el segundo notebook se utilizaron:</w:t>
      </w:r>
    </w:p>
    <w:p w:rsidR="00000000" w:rsidDel="00000000" w:rsidP="00000000" w:rsidRDefault="00000000" w:rsidRPr="00000000" w14:paraId="00000086">
      <w:pPr>
        <w:numPr>
          <w:ilvl w:val="0"/>
          <w:numId w:val="3"/>
        </w:numPr>
        <w:ind w:left="720" w:hanging="360"/>
        <w:rPr/>
      </w:pPr>
      <w:r w:rsidDel="00000000" w:rsidR="00000000" w:rsidRPr="00000000">
        <w:rPr>
          <w:color w:val="212121"/>
          <w:sz w:val="20"/>
          <w:szCs w:val="20"/>
          <w:rtl w:val="0"/>
        </w:rPr>
        <w:t xml:space="preserve">pandas (importado como pd)</w:t>
      </w:r>
    </w:p>
    <w:p w:rsidR="00000000" w:rsidDel="00000000" w:rsidP="00000000" w:rsidRDefault="00000000" w:rsidRPr="00000000" w14:paraId="00000087">
      <w:pPr>
        <w:numPr>
          <w:ilvl w:val="0"/>
          <w:numId w:val="3"/>
        </w:numPr>
        <w:ind w:left="720" w:hanging="360"/>
        <w:rPr/>
      </w:pPr>
      <w:r w:rsidDel="00000000" w:rsidR="00000000" w:rsidRPr="00000000">
        <w:rPr>
          <w:color w:val="212121"/>
          <w:sz w:val="20"/>
          <w:szCs w:val="20"/>
          <w:rtl w:val="0"/>
        </w:rPr>
        <w:t xml:space="preserve">spacy</w:t>
      </w:r>
    </w:p>
    <w:p w:rsidR="00000000" w:rsidDel="00000000" w:rsidP="00000000" w:rsidRDefault="00000000" w:rsidRPr="00000000" w14:paraId="00000088">
      <w:pPr>
        <w:numPr>
          <w:ilvl w:val="0"/>
          <w:numId w:val="3"/>
        </w:numPr>
        <w:ind w:left="720" w:hanging="360"/>
        <w:rPr/>
      </w:pPr>
      <w:r w:rsidDel="00000000" w:rsidR="00000000" w:rsidRPr="00000000">
        <w:rPr>
          <w:color w:val="212121"/>
          <w:sz w:val="20"/>
          <w:szCs w:val="20"/>
          <w:rtl w:val="0"/>
        </w:rPr>
        <w:t xml:space="preserve">sklearn.metrics.pairwise (con la función cosine_similarity)</w:t>
      </w:r>
    </w:p>
    <w:p w:rsidR="00000000" w:rsidDel="00000000" w:rsidP="00000000" w:rsidRDefault="00000000" w:rsidRPr="00000000" w14:paraId="00000089">
      <w:pPr>
        <w:numPr>
          <w:ilvl w:val="0"/>
          <w:numId w:val="3"/>
        </w:numPr>
        <w:ind w:left="720" w:hanging="360"/>
        <w:rPr/>
      </w:pPr>
      <w:r w:rsidDel="00000000" w:rsidR="00000000" w:rsidRPr="00000000">
        <w:rPr>
          <w:color w:val="212121"/>
          <w:sz w:val="20"/>
          <w:szCs w:val="20"/>
          <w:rtl w:val="0"/>
        </w:rPr>
        <w:t xml:space="preserve">nltk</w:t>
      </w:r>
    </w:p>
    <w:p w:rsidR="00000000" w:rsidDel="00000000" w:rsidP="00000000" w:rsidRDefault="00000000" w:rsidRPr="00000000" w14:paraId="0000008A">
      <w:pPr>
        <w:numPr>
          <w:ilvl w:val="0"/>
          <w:numId w:val="3"/>
        </w:numPr>
        <w:ind w:left="720" w:hanging="360"/>
        <w:rPr/>
      </w:pPr>
      <w:r w:rsidDel="00000000" w:rsidR="00000000" w:rsidRPr="00000000">
        <w:rPr>
          <w:color w:val="212121"/>
          <w:sz w:val="20"/>
          <w:szCs w:val="20"/>
          <w:rtl w:val="0"/>
        </w:rPr>
        <w:t xml:space="preserve">re</w:t>
      </w:r>
    </w:p>
    <w:p w:rsidR="00000000" w:rsidDel="00000000" w:rsidP="00000000" w:rsidRDefault="00000000" w:rsidRPr="00000000" w14:paraId="0000008B">
      <w:pPr>
        <w:numPr>
          <w:ilvl w:val="0"/>
          <w:numId w:val="3"/>
        </w:numPr>
        <w:ind w:left="720" w:hanging="360"/>
        <w:rPr/>
      </w:pPr>
      <w:r w:rsidDel="00000000" w:rsidR="00000000" w:rsidRPr="00000000">
        <w:rPr>
          <w:color w:val="212121"/>
          <w:sz w:val="20"/>
          <w:szCs w:val="20"/>
          <w:rtl w:val="0"/>
        </w:rPr>
        <w:t xml:space="preserve">utils (con la función save_df)</w:t>
      </w:r>
    </w:p>
    <w:p w:rsidR="00000000" w:rsidDel="00000000" w:rsidP="00000000" w:rsidRDefault="00000000" w:rsidRPr="00000000" w14:paraId="0000008C">
      <w:pPr>
        <w:numPr>
          <w:ilvl w:val="0"/>
          <w:numId w:val="3"/>
        </w:numPr>
        <w:ind w:left="720" w:hanging="360"/>
        <w:rPr/>
      </w:pPr>
      <w:r w:rsidDel="00000000" w:rsidR="00000000" w:rsidRPr="00000000">
        <w:rPr>
          <w:color w:val="212121"/>
          <w:sz w:val="20"/>
          <w:szCs w:val="20"/>
          <w:rtl w:val="0"/>
        </w:rPr>
        <w:t xml:space="preserve">pysentimiento (con la función create_analyzer)</w:t>
      </w:r>
    </w:p>
    <w:p w:rsidR="00000000" w:rsidDel="00000000" w:rsidP="00000000" w:rsidRDefault="00000000" w:rsidRPr="00000000" w14:paraId="0000008D">
      <w:pPr>
        <w:numPr>
          <w:ilvl w:val="0"/>
          <w:numId w:val="3"/>
        </w:numPr>
        <w:ind w:left="720" w:hanging="360"/>
        <w:rPr/>
      </w:pPr>
      <w:r w:rsidDel="00000000" w:rsidR="00000000" w:rsidRPr="00000000">
        <w:rPr>
          <w:color w:val="212121"/>
          <w:sz w:val="20"/>
          <w:szCs w:val="20"/>
          <w:rtl w:val="0"/>
        </w:rPr>
        <w:t xml:space="preserve">math (con la función nan)</w:t>
      </w:r>
    </w:p>
    <w:p w:rsidR="00000000" w:rsidDel="00000000" w:rsidP="00000000" w:rsidRDefault="00000000" w:rsidRPr="00000000" w14:paraId="0000008E">
      <w:pPr>
        <w:numPr>
          <w:ilvl w:val="0"/>
          <w:numId w:val="3"/>
        </w:numPr>
        <w:ind w:left="720" w:hanging="360"/>
        <w:rPr/>
      </w:pPr>
      <w:r w:rsidDel="00000000" w:rsidR="00000000" w:rsidRPr="00000000">
        <w:rPr>
          <w:color w:val="212121"/>
          <w:sz w:val="20"/>
          <w:szCs w:val="20"/>
          <w:rtl w:val="0"/>
        </w:rPr>
        <w:t xml:space="preserve">unidecode</w:t>
      </w:r>
    </w:p>
    <w:p w:rsidR="00000000" w:rsidDel="00000000" w:rsidP="00000000" w:rsidRDefault="00000000" w:rsidRPr="00000000" w14:paraId="0000008F">
      <w:pPr>
        <w:numPr>
          <w:ilvl w:val="0"/>
          <w:numId w:val="3"/>
        </w:numPr>
        <w:ind w:left="720" w:hanging="360"/>
        <w:rPr/>
      </w:pPr>
      <w:r w:rsidDel="00000000" w:rsidR="00000000" w:rsidRPr="00000000">
        <w:rPr>
          <w:color w:val="212121"/>
          <w:sz w:val="20"/>
          <w:szCs w:val="20"/>
          <w:rtl w:val="0"/>
        </w:rPr>
        <w:t xml:space="preserve">numpy (importado como np)</w:t>
      </w:r>
    </w:p>
    <w:p w:rsidR="00000000" w:rsidDel="00000000" w:rsidP="00000000" w:rsidRDefault="00000000" w:rsidRPr="00000000" w14:paraId="00000090">
      <w:pPr>
        <w:numPr>
          <w:ilvl w:val="0"/>
          <w:numId w:val="3"/>
        </w:numPr>
        <w:ind w:left="720" w:hanging="360"/>
        <w:rPr/>
      </w:pPr>
      <w:r w:rsidDel="00000000" w:rsidR="00000000" w:rsidRPr="00000000">
        <w:rPr>
          <w:color w:val="212121"/>
          <w:sz w:val="20"/>
          <w:szCs w:val="20"/>
          <w:rtl w:val="0"/>
        </w:rPr>
        <w:t xml:space="preserve">wikipedia</w:t>
      </w:r>
    </w:p>
    <w:p w:rsidR="00000000" w:rsidDel="00000000" w:rsidP="00000000" w:rsidRDefault="00000000" w:rsidRPr="00000000" w14:paraId="00000091">
      <w:pPr>
        <w:numPr>
          <w:ilvl w:val="0"/>
          <w:numId w:val="3"/>
        </w:numPr>
        <w:ind w:left="720" w:hanging="360"/>
        <w:rPr/>
      </w:pPr>
      <w:r w:rsidDel="00000000" w:rsidR="00000000" w:rsidRPr="00000000">
        <w:rPr>
          <w:color w:val="212121"/>
          <w:sz w:val="20"/>
          <w:szCs w:val="20"/>
          <w:rtl w:val="0"/>
        </w:rPr>
        <w:t xml:space="preserve">collections (con la función defaultdict)</w:t>
      </w:r>
    </w:p>
    <w:p w:rsidR="00000000" w:rsidDel="00000000" w:rsidP="00000000" w:rsidRDefault="00000000" w:rsidRPr="00000000" w14:paraId="00000092">
      <w:pPr>
        <w:numPr>
          <w:ilvl w:val="0"/>
          <w:numId w:val="3"/>
        </w:numPr>
        <w:ind w:left="720" w:hanging="360"/>
        <w:rPr/>
      </w:pPr>
      <w:r w:rsidDel="00000000" w:rsidR="00000000" w:rsidRPr="00000000">
        <w:rPr>
          <w:color w:val="212121"/>
          <w:sz w:val="20"/>
          <w:szCs w:val="20"/>
          <w:rtl w:val="0"/>
        </w:rPr>
        <w:t xml:space="preserve">itertools (con la función chain)</w:t>
      </w:r>
      <w:r w:rsidDel="00000000" w:rsidR="00000000" w:rsidRPr="00000000">
        <w:rPr>
          <w:rtl w:val="0"/>
        </w:rPr>
      </w:r>
    </w:p>
    <w:p w:rsidR="00000000" w:rsidDel="00000000" w:rsidP="00000000" w:rsidRDefault="00000000" w:rsidRPr="00000000" w14:paraId="00000093">
      <w:pPr>
        <w:spacing w:line="265.9090909090909" w:lineRule="auto"/>
        <w:ind w:left="0" w:firstLine="0"/>
        <w:rPr>
          <w:color w:val="212121"/>
          <w:sz w:val="20"/>
          <w:szCs w:val="20"/>
        </w:rPr>
      </w:pPr>
      <w:r w:rsidDel="00000000" w:rsidR="00000000" w:rsidRPr="00000000">
        <w:rPr>
          <w:color w:val="212121"/>
          <w:sz w:val="20"/>
          <w:szCs w:val="20"/>
          <w:rtl w:val="0"/>
        </w:rPr>
        <w:t xml:space="preserve">En el tercer notebook se utilizaron:</w:t>
      </w:r>
    </w:p>
    <w:p w:rsidR="00000000" w:rsidDel="00000000" w:rsidP="00000000" w:rsidRDefault="00000000" w:rsidRPr="00000000" w14:paraId="00000094">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pandas (importado como pd)</w:t>
      </w:r>
    </w:p>
    <w:p w:rsidR="00000000" w:rsidDel="00000000" w:rsidP="00000000" w:rsidRDefault="00000000" w:rsidRPr="00000000" w14:paraId="00000095">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spacy</w:t>
      </w:r>
    </w:p>
    <w:p w:rsidR="00000000" w:rsidDel="00000000" w:rsidP="00000000" w:rsidRDefault="00000000" w:rsidRPr="00000000" w14:paraId="00000096">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sklearn.metrics.pairwise (con la función cosine_similarity)</w:t>
      </w:r>
    </w:p>
    <w:p w:rsidR="00000000" w:rsidDel="00000000" w:rsidP="00000000" w:rsidRDefault="00000000" w:rsidRPr="00000000" w14:paraId="00000097">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nltk</w:t>
      </w:r>
    </w:p>
    <w:p w:rsidR="00000000" w:rsidDel="00000000" w:rsidP="00000000" w:rsidRDefault="00000000" w:rsidRPr="00000000" w14:paraId="00000098">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re</w:t>
      </w:r>
    </w:p>
    <w:p w:rsidR="00000000" w:rsidDel="00000000" w:rsidP="00000000" w:rsidRDefault="00000000" w:rsidRPr="00000000" w14:paraId="00000099">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utils (con la función save_df)</w:t>
      </w:r>
    </w:p>
    <w:p w:rsidR="00000000" w:rsidDel="00000000" w:rsidP="00000000" w:rsidRDefault="00000000" w:rsidRPr="00000000" w14:paraId="0000009A">
      <w:pPr>
        <w:spacing w:line="265.9090909090909" w:lineRule="auto"/>
        <w:ind w:left="0" w:firstLine="0"/>
        <w:rPr>
          <w:color w:val="212121"/>
          <w:sz w:val="20"/>
          <w:szCs w:val="20"/>
        </w:rPr>
      </w:pPr>
      <w:r w:rsidDel="00000000" w:rsidR="00000000" w:rsidRPr="00000000">
        <w:rPr>
          <w:color w:val="212121"/>
          <w:sz w:val="20"/>
          <w:szCs w:val="20"/>
          <w:rtl w:val="0"/>
        </w:rPr>
        <w:t xml:space="preserve">En el último notebook se utilizaron:</w:t>
      </w:r>
    </w:p>
    <w:p w:rsidR="00000000" w:rsidDel="00000000" w:rsidP="00000000" w:rsidRDefault="00000000" w:rsidRPr="00000000" w14:paraId="0000009B">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pandas</w:t>
      </w:r>
    </w:p>
    <w:p w:rsidR="00000000" w:rsidDel="00000000" w:rsidP="00000000" w:rsidRDefault="00000000" w:rsidRPr="00000000" w14:paraId="0000009C">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sklearn.feature_extraction.text (importado como CountVectorizer)</w:t>
      </w:r>
    </w:p>
    <w:p w:rsidR="00000000" w:rsidDel="00000000" w:rsidP="00000000" w:rsidRDefault="00000000" w:rsidRPr="00000000" w14:paraId="0000009D">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transformers (con el nivel de registro establecido en ERROR)</w:t>
      </w:r>
    </w:p>
    <w:p w:rsidR="00000000" w:rsidDel="00000000" w:rsidP="00000000" w:rsidRDefault="00000000" w:rsidRPr="00000000" w14:paraId="0000009E">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unidecode</w:t>
      </w:r>
    </w:p>
    <w:p w:rsidR="00000000" w:rsidDel="00000000" w:rsidP="00000000" w:rsidRDefault="00000000" w:rsidRPr="00000000" w14:paraId="0000009F">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wordcloud</w:t>
      </w:r>
    </w:p>
    <w:p w:rsidR="00000000" w:rsidDel="00000000" w:rsidP="00000000" w:rsidRDefault="00000000" w:rsidRPr="00000000" w14:paraId="000000A0">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matplotlib.pyplot (importado como plt)</w:t>
      </w:r>
    </w:p>
    <w:p w:rsidR="00000000" w:rsidDel="00000000" w:rsidP="00000000" w:rsidRDefault="00000000" w:rsidRPr="00000000" w14:paraId="000000A1">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seaborn</w:t>
      </w:r>
    </w:p>
    <w:p w:rsidR="00000000" w:rsidDel="00000000" w:rsidP="00000000" w:rsidRDefault="00000000" w:rsidRPr="00000000" w14:paraId="000000A2">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spacy</w:t>
      </w:r>
    </w:p>
    <w:p w:rsidR="00000000" w:rsidDel="00000000" w:rsidP="00000000" w:rsidRDefault="00000000" w:rsidRPr="00000000" w14:paraId="000000A3">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nltk</w:t>
      </w:r>
    </w:p>
    <w:p w:rsidR="00000000" w:rsidDel="00000000" w:rsidP="00000000" w:rsidRDefault="00000000" w:rsidRPr="00000000" w14:paraId="000000A4">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re</w:t>
      </w:r>
    </w:p>
    <w:p w:rsidR="00000000" w:rsidDel="00000000" w:rsidP="00000000" w:rsidRDefault="00000000" w:rsidRPr="00000000" w14:paraId="000000A5">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pysentimiento (con la función create_analyzer)</w:t>
      </w:r>
    </w:p>
    <w:p w:rsidR="00000000" w:rsidDel="00000000" w:rsidP="00000000" w:rsidRDefault="00000000" w:rsidRPr="00000000" w14:paraId="000000A6">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transformers</w:t>
      </w:r>
      <w:r w:rsidDel="00000000" w:rsidR="00000000" w:rsidRPr="00000000">
        <w:rPr>
          <w:rtl w:val="0"/>
        </w:rPr>
      </w:r>
    </w:p>
    <w:p w:rsidR="00000000" w:rsidDel="00000000" w:rsidP="00000000" w:rsidRDefault="00000000" w:rsidRPr="00000000" w14:paraId="000000A7">
      <w:pPr>
        <w:pStyle w:val="Heading2"/>
        <w:spacing w:after="0" w:lineRule="auto"/>
        <w:ind w:right="-13760"/>
        <w:rPr/>
      </w:pPr>
      <w:bookmarkStart w:colFirst="0" w:colLast="0" w:name="_73kp4pzbchd4" w:id="7"/>
      <w:bookmarkEnd w:id="7"/>
      <w:r w:rsidDel="00000000" w:rsidR="00000000" w:rsidRPr="00000000">
        <w:rPr>
          <w:rtl w:val="0"/>
        </w:rPr>
        <w:t xml:space="preserve">Explicación general de los modelos utilizados</w:t>
      </w:r>
    </w:p>
    <w:p w:rsidR="00000000" w:rsidDel="00000000" w:rsidP="00000000" w:rsidRDefault="00000000" w:rsidRPr="00000000" w14:paraId="000000A8">
      <w:pPr>
        <w:jc w:val="both"/>
        <w:rPr/>
      </w:pPr>
      <w:r w:rsidDel="00000000" w:rsidR="00000000" w:rsidRPr="00000000">
        <w:rPr>
          <w:rtl w:val="0"/>
        </w:rPr>
        <w:t xml:space="preserve">Para eliminar las preguntas que no estuvieran relacionadas con el tema seleccionado se hizo una ‘definición’ de lo que es un tema. Para definir que es un tema se hizo una búsqueda en wikipedia sobre artículos que creímos que eran abarcados por dicho tema. Por ejemplo, para el tema de salud buscamos las páginas de Wikipedia de “Salud” y “Medicina”; así para los otros 5 temas. Esta selección de artículos se hizo a mano. Después, de que se hiciera la búsqueda se seleccionaron las N palabras más utilizadas en cada tema y después este vector de palabras se utilizó para calcular la distancia de coseno entre esta definición de un tema y la pregunta en si. Si el resultado era mayor a un umbral se guardaba la pregunta y si esta no pasaba el umbral predefinido se descarta.</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Para el análisis de odio el texto se utilizó crudo ya que la librería de </w:t>
      </w:r>
      <w:r w:rsidDel="00000000" w:rsidR="00000000" w:rsidRPr="00000000">
        <w:rPr>
          <w:i w:val="1"/>
          <w:rtl w:val="0"/>
        </w:rPr>
        <w:t xml:space="preserve">pysentimiento</w:t>
      </w:r>
      <w:r w:rsidDel="00000000" w:rsidR="00000000" w:rsidRPr="00000000">
        <w:rPr>
          <w:rtl w:val="0"/>
        </w:rPr>
        <w:t xml:space="preserve"> ha demostrado, al menos en su README que puede procesar el texto crudo y con acentuación.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Para determinar si una pregunta era repetida de otra se usó un proceso de vectorización de usando una forma normalizada de cada pregunta, en puras minúsculas sin carácteres especiales. Si los vectores tenían una similitud basado en similitud coseno de 0.9 o más se contaba como una repetida y la pregunta más antigua se quedaba mientras que la más reciente quedaba descartada.</w:t>
      </w:r>
    </w:p>
    <w:p w:rsidR="00000000" w:rsidDel="00000000" w:rsidP="00000000" w:rsidRDefault="00000000" w:rsidRPr="00000000" w14:paraId="000000AD">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AE">
      <w:pPr>
        <w:pStyle w:val="Heading2"/>
        <w:spacing w:after="0" w:lineRule="auto"/>
        <w:ind w:right="-13760"/>
        <w:rPr/>
      </w:pPr>
      <w:bookmarkStart w:colFirst="0" w:colLast="0" w:name="_6a0eaekacktx" w:id="8"/>
      <w:bookmarkEnd w:id="8"/>
      <w:r w:rsidDel="00000000" w:rsidR="00000000" w:rsidRPr="00000000">
        <w:rPr>
          <w:rtl w:val="0"/>
        </w:rPr>
        <w:t xml:space="preserve">Explicación general de las funciones definidas</w:t>
      </w:r>
    </w:p>
    <w:p w:rsidR="00000000" w:rsidDel="00000000" w:rsidP="00000000" w:rsidRDefault="00000000" w:rsidRPr="00000000" w14:paraId="000000AF">
      <w:pPr>
        <w:jc w:val="both"/>
        <w:rPr/>
      </w:pPr>
      <w:r w:rsidDel="00000000" w:rsidR="00000000" w:rsidRPr="00000000">
        <w:rPr>
          <w:rtl w:val="0"/>
        </w:rPr>
        <w:t xml:space="preserve">Se definieron en su mayoría funciones que limpian texto, sea funciones que quitan acentos, signos de pregunta o que quitan stop words. Otra función notable es la que pasa de seis preguntas por línea en la base de datos original a una por renglón en la base de datos que se usó para trabajar.</w:t>
      </w:r>
    </w:p>
    <w:p w:rsidR="00000000" w:rsidDel="00000000" w:rsidP="00000000" w:rsidRDefault="00000000" w:rsidRPr="00000000" w14:paraId="000000B0">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B1">
      <w:pPr>
        <w:pStyle w:val="Heading2"/>
        <w:spacing w:after="0" w:lineRule="auto"/>
        <w:ind w:right="-13760"/>
        <w:rPr/>
      </w:pPr>
      <w:bookmarkStart w:colFirst="0" w:colLast="0" w:name="_k9wj9md8rxbi" w:id="9"/>
      <w:bookmarkEnd w:id="9"/>
      <w:r w:rsidDel="00000000" w:rsidR="00000000" w:rsidRPr="00000000">
        <w:rPr>
          <w:rtl w:val="0"/>
        </w:rPr>
        <w:t xml:space="preserve">Conclusiones y aprendizajes</w:t>
      </w:r>
    </w:p>
    <w:p w:rsidR="00000000" w:rsidDel="00000000" w:rsidP="00000000" w:rsidRDefault="00000000" w:rsidRPr="00000000" w14:paraId="000000B2">
      <w:pPr>
        <w:rPr/>
      </w:pPr>
      <w:r w:rsidDel="00000000" w:rsidR="00000000" w:rsidRPr="00000000">
        <w:rPr>
          <w:rtl w:val="0"/>
        </w:rPr>
        <w:t xml:space="preserve">En este proyecto pudimos poner en práctica la mayoría de las herramientas aprendidas en este semestre y además pudimos implementar también las que obtuvimos en la materia de minería de texto.</w:t>
      </w:r>
    </w:p>
    <w:p w:rsidR="00000000" w:rsidDel="00000000" w:rsidP="00000000" w:rsidRDefault="00000000" w:rsidRPr="00000000" w14:paraId="000000B3">
      <w:pPr>
        <w:rPr/>
      </w:pPr>
      <w:r w:rsidDel="00000000" w:rsidR="00000000" w:rsidRPr="00000000">
        <w:rPr>
          <w:rtl w:val="0"/>
        </w:rPr>
        <w:t xml:space="preserve">La implementación del modelo de sentimientos fue exitosa y también la eliminación de preguntas repetidas lo que nos ayudó a hacer un buen análisis y pudiendo graficar una gran variedad de preguntas para entender y extraer la información más importante de este segmento de información.</w:t>
      </w:r>
    </w:p>
    <w:p w:rsidR="00000000" w:rsidDel="00000000" w:rsidP="00000000" w:rsidRDefault="00000000" w:rsidRPr="00000000" w14:paraId="000000B4">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B5">
      <w:pPr>
        <w:pStyle w:val="Heading2"/>
        <w:spacing w:after="0" w:lineRule="auto"/>
        <w:ind w:right="-13760"/>
        <w:rPr/>
      </w:pPr>
      <w:bookmarkStart w:colFirst="0" w:colLast="0" w:name="_7pcvde63oyej" w:id="10"/>
      <w:bookmarkEnd w:id="10"/>
      <w:r w:rsidDel="00000000" w:rsidR="00000000" w:rsidRPr="00000000">
        <w:rPr>
          <w:rtl w:val="0"/>
        </w:rPr>
        <w:t xml:space="preserve">Bibliografía</w:t>
      </w:r>
    </w:p>
    <w:p w:rsidR="00000000" w:rsidDel="00000000" w:rsidP="00000000" w:rsidRDefault="00000000" w:rsidRPr="00000000" w14:paraId="000000B6">
      <w:pPr>
        <w:rPr/>
      </w:pPr>
      <w:r w:rsidDel="00000000" w:rsidR="00000000" w:rsidRPr="00000000">
        <w:rPr>
          <w:rtl w:val="0"/>
        </w:rPr>
        <w:t xml:space="preserve">Murzone, F. (2022, 30 marzo). Procesamiento de Lenguaje Natural. Preprocesado del texto 1: Tokenización | EscuelaDeInteligenciaArtificial. Medium. https://medium.com/escueladeinteligenciaartificial/procesamiento-de-texto-para-nlp-1-tokenizaci%C3%B3n-4d533f3f6c9b</w:t>
      </w:r>
    </w:p>
    <w:p w:rsidR="00000000" w:rsidDel="00000000" w:rsidP="00000000" w:rsidRDefault="00000000" w:rsidRPr="00000000" w14:paraId="000000B7">
      <w:pPr>
        <w:rPr/>
      </w:pPr>
      <w:r w:rsidDel="00000000" w:rsidR="00000000" w:rsidRPr="00000000">
        <w:rPr>
          <w:rtl w:val="0"/>
        </w:rPr>
        <w:t xml:space="preserve">Navarro, S. (2024, 12 abril). Similitud entre vectores o cosine similarity. KeepCoding Bootcamps. https://keepcoding.io/blog/similitud-entre-vectores-o-cosine-similarity/</w:t>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Gerardo. (2023, 31 agosto). Stop Word: Qué es, Definición, Significado y Ejemplos ⋆ Sensacionweb.com. Sensacionweb.com. https://sensacionweb.com/diccionario/stop-word-que-es-definicion-significado-y-ejemplos/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sectPr>
      <w:head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rPr>
        <w:color w:val="b7b7b7"/>
      </w:rPr>
    </w:pPr>
    <w:r w:rsidDel="00000000" w:rsidR="00000000" w:rsidRPr="00000000">
      <w:rPr>
        <w:color w:val="b7b7b7"/>
        <w:rtl w:val="0"/>
      </w:rPr>
      <w:t xml:space="preserve">09/05/2024</w:t>
      <w:tab/>
      <w:tab/>
      <w:tab/>
      <w:tab/>
      <w:tab/>
      <w:tab/>
      <w:tab/>
      <w:tab/>
      <w:tab/>
      <w:tab/>
      <w:tab/>
      <w:t xml:space="preserve">Análisis de preguntas del INE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png"/><Relationship Id="rId25" Type="http://schemas.openxmlformats.org/officeDocument/2006/relationships/image" Target="media/image18.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7.png"/><Relationship Id="rId8" Type="http://schemas.openxmlformats.org/officeDocument/2006/relationships/image" Target="media/image10.png"/><Relationship Id="rId11" Type="http://schemas.openxmlformats.org/officeDocument/2006/relationships/image" Target="media/image7.png"/><Relationship Id="rId10" Type="http://schemas.openxmlformats.org/officeDocument/2006/relationships/image" Target="media/image16.png"/><Relationship Id="rId13" Type="http://schemas.openxmlformats.org/officeDocument/2006/relationships/image" Target="media/image6.png"/><Relationship Id="rId12"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1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